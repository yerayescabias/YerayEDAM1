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24A0" w:rsidRPr="007124A0" w:rsidRDefault="007124A0" w:rsidP="007124A0">
      <w:pPr>
        <w:pStyle w:val="NormalWeb"/>
        <w:spacing w:after="0"/>
        <w:rPr>
          <w:lang w:val="eu-ES"/>
        </w:rPr>
      </w:pPr>
      <w:r w:rsidRPr="007124A0">
        <w:rPr>
          <w:b/>
          <w:bCs/>
          <w:u w:val="single"/>
          <w:lang w:val="eu-ES"/>
        </w:rPr>
        <w:t>Ariketa 10 Oinarrizko plaka</w:t>
      </w:r>
    </w:p>
    <w:p w:rsidR="007124A0" w:rsidRPr="007124A0" w:rsidRDefault="0086018E" w:rsidP="007124A0">
      <w:pPr>
        <w:pStyle w:val="NormalWeb"/>
        <w:spacing w:after="0"/>
        <w:rPr>
          <w:lang w:val="eu-ES"/>
        </w:rPr>
      </w:pPr>
      <w:ins w:id="0" w:author="AAboitiz" w:date="2023-09-25T12:52:00Z">
        <w:r>
          <w:rPr>
            <w:noProof/>
          </w:rPr>
          <w:drawing>
            <wp:anchor distT="0" distB="0" distL="114300" distR="114300" simplePos="0" relativeHeight="251658752" behindDoc="0" locked="0" layoutInCell="1" allowOverlap="1" wp14:anchorId="25924F49" wp14:editId="78F86800">
              <wp:simplePos x="0" y="0"/>
              <wp:positionH relativeFrom="column">
                <wp:posOffset>-8890</wp:posOffset>
              </wp:positionH>
              <wp:positionV relativeFrom="paragraph">
                <wp:posOffset>499129</wp:posOffset>
              </wp:positionV>
              <wp:extent cx="5400675" cy="3295650"/>
              <wp:effectExtent l="19050" t="0" r="9525" b="0"/>
              <wp:wrapSquare wrapText="bothSides"/>
              <wp:docPr id="1" name="Imagen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5"/>
                      <a:srcRect t="12766" b="54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675" cy="3295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ins>
      <w:del w:id="1" w:author="AAboitiz" w:date="2023-09-25T12:52:00Z">
        <w:r w:rsidR="008E57A9">
          <w:rPr>
            <w:noProof/>
          </w:rPr>
          <w:drawing>
            <wp:anchor distT="0" distB="0" distL="114300" distR="114300" simplePos="0" relativeHeight="251660800" behindDoc="0" locked="0" layoutInCell="1" allowOverlap="1" wp14:anchorId="6EDAE115" wp14:editId="5DF9D63E">
              <wp:simplePos x="0" y="0"/>
              <wp:positionH relativeFrom="column">
                <wp:posOffset>-175260</wp:posOffset>
              </wp:positionH>
              <wp:positionV relativeFrom="paragraph">
                <wp:posOffset>620395</wp:posOffset>
              </wp:positionV>
              <wp:extent cx="5400675" cy="3295650"/>
              <wp:effectExtent l="19050" t="0" r="9525" b="0"/>
              <wp:wrapSquare wrapText="bothSides"/>
              <wp:docPr id="2" name="Imagen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5"/>
                      <a:srcRect t="12766" b="54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00675" cy="32956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anchor>
          </w:drawing>
        </w:r>
      </w:del>
      <w:r w:rsidR="007124A0" w:rsidRPr="007124A0">
        <w:rPr>
          <w:lang w:val="eu-ES"/>
        </w:rPr>
        <w:t xml:space="preserve">Bila ezazu seinalatutako elementuen </w:t>
      </w:r>
      <w:r w:rsidR="007124A0">
        <w:rPr>
          <w:lang w:val="eu-ES"/>
        </w:rPr>
        <w:t>izenak</w:t>
      </w:r>
      <w:r w:rsidR="007124A0" w:rsidRPr="007124A0">
        <w:rPr>
          <w:lang w:val="eu-ES"/>
        </w:rPr>
        <w:t>.</w:t>
      </w:r>
    </w:p>
    <w:p w:rsidR="007124A0" w:rsidRPr="007124A0" w:rsidRDefault="007124A0" w:rsidP="007124A0">
      <w:pPr>
        <w:pStyle w:val="NormalWeb"/>
        <w:spacing w:after="0"/>
        <w:rPr>
          <w:lang w:val="eu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22"/>
        <w:gridCol w:w="4322"/>
      </w:tblGrid>
      <w:tr w:rsidR="0086018E" w:rsidTr="008E57A9">
        <w:tc>
          <w:tcPr>
            <w:tcW w:w="4322" w:type="dxa"/>
          </w:tcPr>
          <w:p w:rsidR="008E57A9" w:rsidRDefault="00CC6458" w:rsidP="00CC6458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 xml:space="preserve">1.Micro </w:t>
            </w:r>
            <w:proofErr w:type="spellStart"/>
            <w:ins w:id="2" w:author="AAboitiz" w:date="2023-09-25T12:52:00Z">
              <w:r>
                <w:rPr>
                  <w:lang w:val="eu-ES"/>
                </w:rPr>
                <w:t>Scoket</w:t>
              </w:r>
            </w:ins>
            <w:proofErr w:type="spellEnd"/>
          </w:p>
        </w:tc>
        <w:tc>
          <w:tcPr>
            <w:tcW w:w="4322" w:type="dxa"/>
          </w:tcPr>
          <w:p w:rsidR="008E57A9" w:rsidRDefault="008E57A9" w:rsidP="00220847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12-</w:t>
            </w:r>
            <w:r w:rsidR="00220847">
              <w:rPr>
                <w:lang w:val="eu-ES"/>
              </w:rPr>
              <w:t>Spdif soinu konektore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CC6458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2-</w:t>
            </w:r>
            <w:r w:rsidR="00CC6458">
              <w:rPr>
                <w:lang w:val="eu-ES"/>
              </w:rPr>
              <w:t>North bridge</w:t>
            </w:r>
            <w:r w:rsidR="0086018E">
              <w:rPr>
                <w:lang w:val="eu-ES"/>
              </w:rPr>
              <w:t xml:space="preserve"> </w:t>
            </w:r>
            <w:proofErr w:type="spellStart"/>
            <w:r w:rsidR="0086018E">
              <w:rPr>
                <w:lang w:val="eu-ES"/>
              </w:rPr>
              <w:t>disipador</w:t>
            </w:r>
            <w:proofErr w:type="spellEnd"/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13-</w:t>
            </w:r>
            <w:r w:rsidR="0086018E">
              <w:rPr>
                <w:lang w:val="eu-ES"/>
              </w:rPr>
              <w:t>COM</w:t>
            </w:r>
            <w:r w:rsidR="00220847">
              <w:rPr>
                <w:lang w:val="eu-ES"/>
              </w:rPr>
              <w:t>A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3-</w:t>
            </w:r>
            <w:r w:rsidR="00CC6458">
              <w:rPr>
                <w:lang w:val="eu-ES"/>
              </w:rPr>
              <w:t>South bridge</w:t>
            </w:r>
            <w:r w:rsidR="0086018E">
              <w:rPr>
                <w:lang w:val="eu-ES"/>
              </w:rPr>
              <w:t xml:space="preserve"> </w:t>
            </w:r>
            <w:proofErr w:type="spellStart"/>
            <w:r w:rsidR="0086018E">
              <w:rPr>
                <w:lang w:val="eu-ES"/>
              </w:rPr>
              <w:t>disipidor</w:t>
            </w:r>
            <w:proofErr w:type="spellEnd"/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14-</w:t>
            </w:r>
            <w:r w:rsidR="0086018E">
              <w:rPr>
                <w:lang w:val="eu-ES"/>
              </w:rPr>
              <w:t xml:space="preserve"> </w:t>
            </w:r>
            <w:proofErr w:type="spellStart"/>
            <w:r w:rsidR="0086018E">
              <w:rPr>
                <w:lang w:val="eu-ES"/>
              </w:rPr>
              <w:t>firware</w:t>
            </w:r>
            <w:proofErr w:type="spellEnd"/>
            <w:r w:rsidR="0086018E">
              <w:rPr>
                <w:lang w:val="eu-ES"/>
              </w:rPr>
              <w:t xml:space="preserve"> 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CC6458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4-</w:t>
            </w:r>
            <w:r w:rsidR="00CC6458">
              <w:rPr>
                <w:lang w:val="eu-ES"/>
              </w:rPr>
              <w:t xml:space="preserve">Ram </w:t>
            </w:r>
            <w:proofErr w:type="spellStart"/>
            <w:r w:rsidR="00CC6458">
              <w:rPr>
                <w:lang w:val="eu-ES"/>
              </w:rPr>
              <w:t>socket</w:t>
            </w:r>
            <w:proofErr w:type="spellEnd"/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15-</w:t>
            </w:r>
            <w:r w:rsidR="0086018E">
              <w:rPr>
                <w:lang w:val="eu-ES"/>
              </w:rPr>
              <w:t>Usb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5-</w:t>
            </w:r>
            <w:r w:rsidR="00CC6458">
              <w:rPr>
                <w:lang w:val="eu-ES"/>
              </w:rPr>
              <w:t xml:space="preserve">Cpi </w:t>
            </w:r>
            <w:proofErr w:type="spellStart"/>
            <w:r w:rsidR="00CC6458">
              <w:rPr>
                <w:lang w:val="eu-ES"/>
              </w:rPr>
              <w:t>express</w:t>
            </w:r>
            <w:proofErr w:type="spellEnd"/>
          </w:p>
        </w:tc>
        <w:tc>
          <w:tcPr>
            <w:tcW w:w="4322" w:type="dxa"/>
          </w:tcPr>
          <w:p w:rsidR="008E57A9" w:rsidRDefault="008E57A9" w:rsidP="00220847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16-</w:t>
            </w:r>
            <w:r w:rsidR="00220847">
              <w:rPr>
                <w:lang w:val="eu-ES"/>
              </w:rPr>
              <w:t>panel frontal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6-</w:t>
            </w:r>
            <w:r w:rsidR="00220847">
              <w:rPr>
                <w:lang w:val="eu-ES"/>
              </w:rPr>
              <w:t>PC</w:t>
            </w:r>
            <w:r w:rsidR="00CC6458">
              <w:rPr>
                <w:lang w:val="eu-ES"/>
              </w:rPr>
              <w:t xml:space="preserve">i </w:t>
            </w:r>
            <w:proofErr w:type="spellStart"/>
            <w:r w:rsidR="00CC6458">
              <w:rPr>
                <w:lang w:val="eu-ES"/>
              </w:rPr>
              <w:t>socket</w:t>
            </w:r>
            <w:proofErr w:type="spellEnd"/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17-</w:t>
            </w:r>
            <w:r w:rsidR="0086018E">
              <w:rPr>
                <w:lang w:val="eu-ES"/>
              </w:rPr>
              <w:t>PS/2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220847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7-</w:t>
            </w:r>
            <w:r w:rsidR="00220847">
              <w:rPr>
                <w:lang w:val="eu-ES"/>
              </w:rPr>
              <w:t xml:space="preserve">IDE </w:t>
            </w:r>
            <w:proofErr w:type="spellStart"/>
            <w:r w:rsidR="00220847">
              <w:rPr>
                <w:lang w:val="eu-ES"/>
              </w:rPr>
              <w:t>KOnektorea</w:t>
            </w:r>
            <w:proofErr w:type="spellEnd"/>
          </w:p>
        </w:tc>
        <w:tc>
          <w:tcPr>
            <w:tcW w:w="4322" w:type="dxa"/>
          </w:tcPr>
          <w:p w:rsidR="008E57A9" w:rsidRDefault="008E57A9" w:rsidP="00220847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18-</w:t>
            </w:r>
            <w:r w:rsidR="00220847">
              <w:rPr>
                <w:lang w:val="eu-ES"/>
              </w:rPr>
              <w:t>bideo</w:t>
            </w:r>
            <w:r w:rsidR="0086018E">
              <w:rPr>
                <w:lang w:val="eu-ES"/>
              </w:rPr>
              <w:t xml:space="preserve"> portua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8-</w:t>
            </w:r>
            <w:r w:rsidR="00CC6458">
              <w:rPr>
                <w:lang w:val="eu-ES"/>
              </w:rPr>
              <w:t>Konektore ide</w:t>
            </w:r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19-</w:t>
            </w:r>
            <w:r w:rsidR="0086018E">
              <w:rPr>
                <w:lang w:val="eu-ES"/>
              </w:rPr>
              <w:t>Ethernet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9-</w:t>
            </w:r>
            <w:r w:rsidR="00220847">
              <w:rPr>
                <w:lang w:val="eu-ES"/>
              </w:rPr>
              <w:t>SATA</w:t>
            </w:r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20-</w:t>
            </w:r>
            <w:r w:rsidR="0086018E">
              <w:rPr>
                <w:lang w:val="eu-ES"/>
              </w:rPr>
              <w:t>Audio konektoreak</w:t>
            </w:r>
          </w:p>
        </w:tc>
      </w:tr>
      <w:tr w:rsidR="0086018E" w:rsidTr="008E57A9">
        <w:tc>
          <w:tcPr>
            <w:tcW w:w="4322" w:type="dxa"/>
          </w:tcPr>
          <w:p w:rsidR="008E57A9" w:rsidRDefault="008E57A9" w:rsidP="00220847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10-</w:t>
            </w:r>
            <w:r w:rsidR="00220847">
              <w:rPr>
                <w:lang w:val="eu-ES"/>
              </w:rPr>
              <w:t>Cpu fan</w:t>
            </w:r>
          </w:p>
        </w:tc>
        <w:tc>
          <w:tcPr>
            <w:tcW w:w="4322" w:type="dxa"/>
          </w:tcPr>
          <w:p w:rsidR="008E57A9" w:rsidRDefault="008E57A9" w:rsidP="00011E16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21-</w:t>
            </w:r>
            <w:r w:rsidR="00220847">
              <w:rPr>
                <w:lang w:val="eu-ES"/>
              </w:rPr>
              <w:t xml:space="preserve"> </w:t>
            </w:r>
            <w:r w:rsidR="00011E16">
              <w:rPr>
                <w:lang w:val="eu-ES"/>
              </w:rPr>
              <w:t>ATX konektorea</w:t>
            </w:r>
            <w:bookmarkStart w:id="3" w:name="_GoBack"/>
            <w:bookmarkEnd w:id="3"/>
          </w:p>
        </w:tc>
      </w:tr>
      <w:tr w:rsidR="0086018E" w:rsidTr="008E57A9"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  <w:r>
              <w:rPr>
                <w:lang w:val="eu-ES"/>
              </w:rPr>
              <w:t>11-</w:t>
            </w:r>
            <w:r w:rsidR="00220847">
              <w:rPr>
                <w:lang w:val="eu-ES"/>
              </w:rPr>
              <w:t>CDIn</w:t>
            </w:r>
          </w:p>
        </w:tc>
        <w:tc>
          <w:tcPr>
            <w:tcW w:w="4322" w:type="dxa"/>
          </w:tcPr>
          <w:p w:rsidR="008E57A9" w:rsidRDefault="008E57A9" w:rsidP="007124A0">
            <w:pPr>
              <w:pStyle w:val="NormalWeb"/>
              <w:spacing w:after="0"/>
              <w:rPr>
                <w:lang w:val="eu-ES"/>
              </w:rPr>
            </w:pPr>
          </w:p>
        </w:tc>
      </w:tr>
    </w:tbl>
    <w:p w:rsidR="007124A0" w:rsidRDefault="007124A0" w:rsidP="008E57A9">
      <w:pPr>
        <w:pStyle w:val="NormalWeb"/>
        <w:spacing w:after="0"/>
        <w:rPr>
          <w:lang w:val="eu-ES"/>
        </w:rPr>
      </w:pPr>
    </w:p>
    <w:sectPr w:rsidR="007124A0" w:rsidSect="00E90D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C0174F"/>
    <w:multiLevelType w:val="hybridMultilevel"/>
    <w:tmpl w:val="D5666598"/>
    <w:lvl w:ilvl="0" w:tplc="6E8A3F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7124A0"/>
    <w:rsid w:val="00011E16"/>
    <w:rsid w:val="00220847"/>
    <w:rsid w:val="007124A0"/>
    <w:rsid w:val="0086018E"/>
    <w:rsid w:val="008E57A9"/>
    <w:rsid w:val="00CC6458"/>
    <w:rsid w:val="00CE5C8D"/>
    <w:rsid w:val="00E9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671315"/>
  <w15:docId w15:val="{DD4B9CC7-E07C-4F58-81A2-DA9ECD84E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90D6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124A0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124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124A0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E57A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n">
    <w:name w:val="Revision"/>
    <w:hidden/>
    <w:uiPriority w:val="99"/>
    <w:semiHidden/>
    <w:rsid w:val="00CC645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51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61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Aitziber Aboitiz</dc:creator>
  <cp:lastModifiedBy>Escabias Gonzalez, Yeray</cp:lastModifiedBy>
  <cp:revision>3</cp:revision>
  <dcterms:created xsi:type="dcterms:W3CDTF">2014-11-13T08:33:00Z</dcterms:created>
  <dcterms:modified xsi:type="dcterms:W3CDTF">2023-09-25T11:19:00Z</dcterms:modified>
</cp:coreProperties>
</file>